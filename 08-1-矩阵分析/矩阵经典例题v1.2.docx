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 线性空间和线性变换</w:t>
      </w:r>
    </w:p>
    <w:p>
      <w:r>
        <w:drawing>
          <wp:inline distT="0" distB="0" distL="114300" distR="114300">
            <wp:extent cx="3186430" cy="498475"/>
            <wp:effectExtent l="0" t="0" r="1397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79445" cy="889635"/>
            <wp:effectExtent l="9525" t="9525" r="1143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8896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6430" cy="2756535"/>
            <wp:effectExtent l="9525" t="9525" r="1968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7565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1353185"/>
            <wp:effectExtent l="0" t="0" r="1333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2366010"/>
            <wp:effectExtent l="9525" t="9525" r="19050" b="171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23660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890" cy="383540"/>
            <wp:effectExtent l="0" t="0" r="1270" b="1270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78175" cy="330200"/>
            <wp:effectExtent l="0" t="0" r="6985" b="508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ins w:id="0" w:author="李传" w:date="2020-01-03T20:57:13Z"/>
        </w:rPr>
      </w:pPr>
      <w:r>
        <w:drawing>
          <wp:inline distT="0" distB="0" distL="114300" distR="114300">
            <wp:extent cx="3184525" cy="3818890"/>
            <wp:effectExtent l="9525" t="9525" r="21590" b="1206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38188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350" cy="372110"/>
            <wp:effectExtent l="0" t="0" r="3810" b="889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795" cy="761365"/>
            <wp:effectExtent l="0" t="0" r="14605" b="63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3890" cy="2336800"/>
            <wp:effectExtent l="9525" t="9525" r="22225" b="1587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23368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  <w:sectPr>
          <w:pgSz w:w="11906" w:h="16838"/>
          <w:pgMar w:top="720" w:right="720" w:bottom="720" w:left="720" w:header="851" w:footer="992" w:gutter="0"/>
          <w:cols w:equalWidth="0" w:num="2">
            <w:col w:w="5021" w:space="425"/>
            <w:col w:w="5020"/>
          </w:cols>
          <w:rtlGutter w:val="0"/>
          <w:docGrid w:type="lines" w:linePitch="312" w:charSpace="0"/>
        </w:sectPr>
      </w:pPr>
      <w:ins w:id="1" w:author="李传" w:date="2020-01-03T20:24:17Z">
        <w:r>
          <w:rPr/>
          <w:drawing>
            <wp:inline distT="0" distB="0" distL="114300" distR="114300">
              <wp:extent cx="3187065" cy="1174115"/>
              <wp:effectExtent l="0" t="0" r="13335" b="14605"/>
              <wp:docPr id="110" name="图片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0" name="图片 4"/>
                      <pic:cNvPicPr>
                        <a:picLocks noChangeAspect="1"/>
                      </pic:cNvPicPr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7065" cy="1174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3" w:author="李传" w:date="2020-01-03T20:24:54Z">
        <w:r>
          <w:rPr/>
          <w:drawing>
            <wp:inline distT="0" distB="0" distL="114300" distR="114300">
              <wp:extent cx="3185160" cy="1832610"/>
              <wp:effectExtent l="9525" t="9525" r="20955" b="17145"/>
              <wp:docPr id="111" name="图片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1" name="图片 5"/>
                      <pic:cNvPicPr>
                        <a:picLocks noChangeAspect="1"/>
                      </pic:cNvPicPr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5160" cy="1832610"/>
                      </a:xfrm>
                      <a:prstGeom prst="rect">
                        <a:avLst/>
                      </a:prstGeom>
                      <a:noFill/>
                      <a:ln w="6350" cap="flat" cmpd="sng">
                        <a:solidFill>
                          <a:srgbClr val="000000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  <w:ins w:id="5" w:author="李传" w:date="2020-01-03T20:25:16Z">
        <w:r>
          <w:rPr/>
          <w:drawing>
            <wp:inline distT="0" distB="0" distL="114300" distR="114300">
              <wp:extent cx="3186430" cy="3851910"/>
              <wp:effectExtent l="9525" t="9525" r="19685" b="9525"/>
              <wp:docPr id="112" name="图片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2" name="图片 6"/>
                      <pic:cNvPicPr>
                        <a:picLocks noChangeAspect="1"/>
                      </pic:cNvPicPr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6430" cy="3851910"/>
                      </a:xfrm>
                      <a:prstGeom prst="rect">
                        <a:avLst/>
                      </a:prstGeom>
                      <a:noFill/>
                      <a:ln w="6350" cap="flat" cmpd="sng">
                        <a:solidFill>
                          <a:srgbClr val="000000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  <w:ins w:id="7" w:author="李传" w:date="2020-01-03T20:57:19Z">
        <w:r>
          <w:rPr/>
          <w:drawing>
            <wp:inline distT="0" distB="0" distL="114300" distR="114300">
              <wp:extent cx="3183255" cy="493395"/>
              <wp:effectExtent l="0" t="0" r="1905" b="9525"/>
              <wp:docPr id="113" name="图片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3" name="图片 7"/>
                      <pic:cNvPicPr>
                        <a:picLocks noChangeAspect="1"/>
                      </pic:cNvPicPr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3255" cy="493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9" w:author="李传" w:date="2020-01-03T20:59:26Z">
        <w:r>
          <w:rPr/>
          <w:drawing>
            <wp:inline distT="0" distB="0" distL="114300" distR="114300">
              <wp:extent cx="3182620" cy="1420495"/>
              <wp:effectExtent l="0" t="0" r="2540" b="12065"/>
              <wp:docPr id="118" name="图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8" name="图片 8"/>
                      <pic:cNvPicPr>
                        <a:picLocks noChangeAspect="1"/>
                      </pic:cNvPicPr>
                    </pic:nvPicPr>
                    <pic:blipFill>
                      <a:blip r:embed="rId19"/>
                      <a:srcRect t="2403" b="3580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2620" cy="142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11" w:author="李传" w:date="2020-01-03T20:57:28Z">
        <w:r>
          <w:rPr/>
          <w:drawing>
            <wp:inline distT="0" distB="0" distL="114300" distR="114300">
              <wp:extent cx="3182620" cy="786130"/>
              <wp:effectExtent l="0" t="0" r="2540" b="6350"/>
              <wp:docPr id="114" name="图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4" name="图片 8"/>
                      <pic:cNvPicPr>
                        <a:picLocks noChangeAspect="1"/>
                      </pic:cNvPicPr>
                    </pic:nvPicPr>
                    <pic:blipFill>
                      <a:blip r:embed="rId19"/>
                      <a:srcRect t="64116" b="168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2620" cy="786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13" w:author="李传" w:date="2020-01-03T20:57:51Z">
        <w:r>
          <w:rPr/>
          <w:drawing>
            <wp:inline distT="0" distB="0" distL="114300" distR="114300">
              <wp:extent cx="3184525" cy="2552065"/>
              <wp:effectExtent l="9525" t="9525" r="21590" b="13970"/>
              <wp:docPr id="115" name="图片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5" name="图片 9"/>
                      <pic:cNvPicPr>
                        <a:picLocks noChangeAspect="1"/>
                      </pic:cNvPicPr>
                    </pic:nvPicPr>
                    <pic:blipFill>
                      <a:blip r:embed="rId20"/>
                      <a:srcRect b="-15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4525" cy="2552065"/>
                      </a:xfrm>
                      <a:prstGeom prst="rect">
                        <a:avLst/>
                      </a:prstGeom>
                      <a:noFill/>
                      <a:ln w="6350" cap="flat" cmpd="sng">
                        <a:solidFill>
                          <a:srgbClr val="000000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  <w:ins w:id="15" w:author="李传" w:date="2020-01-03T20:58:19Z">
        <w:r>
          <w:rPr/>
          <w:drawing>
            <wp:inline distT="0" distB="0" distL="114300" distR="114300">
              <wp:extent cx="3183890" cy="2295525"/>
              <wp:effectExtent l="9525" t="9525" r="22225" b="11430"/>
              <wp:docPr id="116" name="图片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6" name="图片 10"/>
                      <pic:cNvPicPr>
                        <a:picLocks noChangeAspect="1"/>
                      </pic:cNvPicPr>
                    </pic:nvPicPr>
                    <pic:blipFill>
                      <a:blip r:embed="rId21"/>
                      <a:srcRect t="1428" b="118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3890" cy="2295525"/>
                      </a:xfrm>
                      <a:prstGeom prst="rect">
                        <a:avLst/>
                      </a:prstGeom>
                      <a:noFill/>
                      <a:ln w="6350" cap="flat" cmpd="sng">
                        <a:solidFill>
                          <a:srgbClr val="000000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  <w:ins w:id="17" w:author="李传" w:date="2020-01-03T20:58:30Z">
        <w:r>
          <w:rPr/>
          <w:drawing>
            <wp:inline distT="0" distB="0" distL="114300" distR="114300">
              <wp:extent cx="3181350" cy="2423795"/>
              <wp:effectExtent l="9525" t="9525" r="9525" b="20320"/>
              <wp:docPr id="117" name="图片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7" name="图片 11"/>
                      <pic:cNvPicPr>
                        <a:picLocks noChangeAspect="1"/>
                      </pic:cNvPicPr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1350" cy="2423795"/>
                      </a:xfrm>
                      <a:prstGeom prst="rect">
                        <a:avLst/>
                      </a:prstGeom>
                      <a:noFill/>
                      <a:ln w="6350" cap="flat" cmpd="sng">
                        <a:solidFill>
                          <a:srgbClr val="000000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 矩阵标准型</w:t>
      </w:r>
    </w:p>
    <w:p>
      <w:r>
        <w:drawing>
          <wp:inline distT="0" distB="0" distL="114300" distR="114300">
            <wp:extent cx="3181350" cy="1398270"/>
            <wp:effectExtent l="0" t="0" r="3810" b="381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1257935"/>
            <wp:effectExtent l="9525" t="9525" r="24130" b="12700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2579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1283970"/>
            <wp:effectExtent l="9525" t="9525" r="24130" b="17145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2839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64205" cy="1344930"/>
            <wp:effectExtent l="9525" t="9525" r="11430" b="1714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rcRect t="2799"/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13449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2620" cy="1607185"/>
            <wp:effectExtent l="9525" t="9525" r="23495" b="1397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6071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1396365"/>
            <wp:effectExtent l="0" t="0" r="12700" b="5715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rcRect t="1860" b="302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2012950"/>
            <wp:effectExtent l="9525" t="9525" r="19685" b="19685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0129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480695"/>
            <wp:effectExtent l="0" t="0" r="3175" b="698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rcRect b="76284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1515745"/>
            <wp:effectExtent l="9525" t="9525" r="24130" b="1397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rcRect t="25219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5157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056765" cy="191770"/>
            <wp:effectExtent l="0" t="0" r="635" b="635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rcRect r="2027" b="19894"/>
                    <a:stretch>
                      <a:fillRect/>
                    </a:stretch>
                  </pic:blipFill>
                  <pic:spPr>
                    <a:xfrm>
                      <a:off x="0" y="0"/>
                      <a:ext cx="2056765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Diag(1,1,...,0,0)</w:t>
      </w:r>
    </w:p>
    <w:p>
      <w:pPr>
        <w:rPr>
          <w:rFonts w:hint="eastAsia"/>
          <w:lang w:val="en-US" w:eastAsia="zh-CN"/>
        </w:rPr>
        <w:sectPr>
          <w:pgSz w:w="11906" w:h="16838"/>
          <w:pgMar w:top="720" w:right="720" w:bottom="720" w:left="720" w:header="851" w:footer="992" w:gutter="0"/>
          <w:cols w:equalWidth="0" w:num="2">
            <w:col w:w="5020" w:space="425"/>
            <w:col w:w="5020"/>
          </w:cols>
          <w:rtlGutter w:val="0"/>
          <w:docGrid w:type="lines" w:linePitch="312" w:charSpace="0"/>
        </w:sectPr>
      </w:pPr>
      <w:r>
        <w:drawing>
          <wp:inline distT="0" distB="0" distL="114300" distR="114300">
            <wp:extent cx="3183890" cy="1417955"/>
            <wp:effectExtent l="9525" t="9525" r="22225" b="2032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14179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2849245"/>
            <wp:effectExtent l="9525" t="9525" r="19685" b="2159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8492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 正规矩阵、H矩阵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87700" cy="451485"/>
            <wp:effectExtent l="0" t="0" r="12700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700" cy="2249805"/>
            <wp:effectExtent l="9525" t="9525" r="18415" b="1143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498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255" cy="2309495"/>
            <wp:effectExtent l="9525" t="9525" r="22860" b="1270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23094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jc w:val="center"/>
      </w:pPr>
      <w:r>
        <w:drawing>
          <wp:inline distT="0" distB="0" distL="114300" distR="114300">
            <wp:extent cx="3181350" cy="297815"/>
            <wp:effectExtent l="0" t="0" r="3810" b="698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1261110" cy="508000"/>
            <wp:effectExtent l="0" t="0" r="3810" b="1016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111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624205"/>
            <wp:effectExtent l="9525" t="9525" r="19050" b="2159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6242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1311910"/>
            <wp:effectExtent l="9525" t="9525" r="20955" b="1968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rcRect b="58754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3119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1823085"/>
            <wp:effectExtent l="9525" t="9525" r="20955" b="1143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rcRect t="42683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8230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2687955" cy="916305"/>
            <wp:effectExtent l="0" t="0" r="9525" b="1333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7955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516890"/>
            <wp:effectExtent l="9525" t="9525" r="19050" b="2222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5168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3411855"/>
            <wp:effectExtent l="9525" t="9525" r="19685" b="2286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34118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lang w:val="en-US" w:eastAsia="zh-CN"/>
        </w:rPr>
        <w:t>证明题：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（1）A是酉矩阵的充分必要条件是A的列向量矩阵是标准正交基。（课本P103 定理3.3.1）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黑体" w:eastAsia="黑体" w:cs="黑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（2）正规矩阵A满足A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vertAlign w:val="superscript"/>
          <w:lang w:val="en-US" w:eastAsia="zh-CN"/>
        </w:rPr>
        <w:t>4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+2A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vertAlign w:val="superscript"/>
          <w:lang w:val="en-US" w:eastAsia="zh-CN"/>
        </w:rPr>
        <w:t>2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+E=0证明A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vertAlign w:val="superscript"/>
          <w:lang w:val="en-US" w:eastAsia="zh-CN"/>
        </w:rPr>
        <w:t>H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=-A</w:t>
      </w:r>
    </w:p>
    <w:p>
      <w:pPr>
        <w:jc w:val="left"/>
      </w:pPr>
      <w:r>
        <w:drawing>
          <wp:inline distT="0" distB="0" distL="114300" distR="114300">
            <wp:extent cx="2116455" cy="1378585"/>
            <wp:effectExtent l="0" t="0" r="1905" b="8255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2945" cy="735330"/>
            <wp:effectExtent l="0" t="0" r="8255" b="11430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dimR</w:t>
      </w:r>
      <w:r>
        <w:rPr>
          <w:rFonts w:hint="eastAsia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(</w:t>
      </w:r>
      <w:r>
        <w:rPr>
          <w:rFonts w:hint="default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Φ</w:t>
      </w:r>
      <w:r>
        <w:rPr>
          <w:rFonts w:hint="eastAsia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) + dim</w:t>
      </w:r>
      <w:r>
        <w:rPr>
          <w:rFonts w:hint="default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N</w:t>
      </w:r>
      <w:r>
        <w:rPr>
          <w:rFonts w:hint="eastAsia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(</w:t>
      </w:r>
      <w:r>
        <w:rPr>
          <w:rFonts w:hint="default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Φ</w:t>
      </w:r>
      <w:r>
        <w:rPr>
          <w:rFonts w:hint="eastAsia" w:ascii="Times New Roman" w:hAnsi="Times New Roman" w:eastAsia="楷体" w:cs="Times New Roman"/>
          <w:b w:val="0"/>
          <w:bCs w:val="0"/>
          <w:sz w:val="20"/>
          <w:szCs w:val="22"/>
          <w:lang w:val="en-US" w:eastAsia="zh-CN"/>
        </w:rPr>
        <w:t>) = n</w:t>
      </w:r>
      <w:r>
        <w:rPr>
          <w:rFonts w:hint="eastAsia" w:ascii="楷体" w:hAnsi="楷体" w:eastAsia="楷体" w:cs="楷体"/>
          <w:b w:val="0"/>
          <w:bCs w:val="0"/>
          <w:sz w:val="20"/>
          <w:szCs w:val="22"/>
          <w:lang w:val="en-US" w:eastAsia="zh-CN"/>
        </w:rPr>
        <w:t>(课本P26 定理1.5.2)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AutoHyphens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楷体" w:hAnsi="楷体" w:eastAsia="楷体" w:cs="楷体"/>
          <w:b w:val="0"/>
          <w:bCs w:val="0"/>
          <w:sz w:val="20"/>
          <w:szCs w:val="22"/>
          <w:lang w:val="en-US" w:eastAsia="zh-CN"/>
        </w:rPr>
      </w:pPr>
    </w:p>
    <w:p>
      <w:r>
        <w:drawing>
          <wp:inline distT="0" distB="0" distL="114300" distR="114300">
            <wp:extent cx="3185160" cy="631190"/>
            <wp:effectExtent l="0" t="0" r="0" b="889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160" cy="1697990"/>
            <wp:effectExtent l="9525" t="9525" r="20955" b="146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6979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160" cy="335280"/>
            <wp:effectExtent l="0" t="0" r="0" b="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148590"/>
            <wp:effectExtent l="0" t="0" r="2540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1295400"/>
            <wp:effectExtent l="9525" t="9525" r="23495" b="20955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2954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313055"/>
            <wp:effectExtent l="0" t="0" r="2540" b="698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2620" cy="824230"/>
            <wp:effectExtent l="9525" t="9525" r="23495" b="1968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8242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866140"/>
            <wp:effectExtent l="0" t="0" r="3175" b="254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640715"/>
            <wp:effectExtent l="9525" t="9525" r="24130" b="2032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6407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353695"/>
            <wp:effectExtent l="0" t="0" r="13335" b="12065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795" cy="3369310"/>
            <wp:effectExtent l="9525" t="9525" r="20320" b="1968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33693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9680" cy="260985"/>
            <wp:effectExtent l="9525" t="0" r="15875" b="19685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609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del w:id="19" w:author="恍惚" w:date="2020-02-02T17:59:22Z"/>
        </w:rPr>
      </w:pPr>
      <w:bookmarkStart w:id="0" w:name="_GoBack"/>
    </w:p>
    <w:p>
      <w:pPr>
        <w:pStyle w:val="2"/>
        <w:numPr>
          <w:ilvl w:val="0"/>
          <w:numId w:val="0"/>
        </w:numPr>
        <w:bidi w:val="0"/>
        <w:ind w:leftChars="0"/>
        <w:rPr>
          <w:del w:id="20" w:author="恍惚" w:date="2020-02-02T17:59:22Z"/>
          <w:rFonts w:hint="eastAsia"/>
          <w:lang w:eastAsia="zh-CN"/>
        </w:rPr>
        <w:sectPr>
          <w:pgSz w:w="11906" w:h="16838"/>
          <w:pgMar w:top="720" w:right="720" w:bottom="720" w:left="720" w:header="851" w:footer="992" w:gutter="0"/>
          <w:cols w:equalWidth="0" w:num="2">
            <w:col w:w="5020" w:space="425"/>
            <w:col w:w="5020"/>
          </w:cols>
          <w:rtlGutter w:val="0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四</w:t>
      </w:r>
      <w:bookmarkEnd w:id="0"/>
      <w:r>
        <w:rPr>
          <w:rFonts w:hint="eastAsia"/>
          <w:lang w:val="en-US" w:eastAsia="zh-CN"/>
        </w:rPr>
        <w:t xml:space="preserve"> 矩阵分解</w:t>
      </w:r>
    </w:p>
    <w:p>
      <w:r>
        <w:drawing>
          <wp:inline distT="0" distB="0" distL="114300" distR="114300">
            <wp:extent cx="3181985" cy="1513840"/>
            <wp:effectExtent l="0" t="0" r="3175" b="1016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700" cy="989965"/>
            <wp:effectExtent l="9525" t="9525" r="18415" b="21590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899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3646170"/>
            <wp:effectExtent l="9525" t="9525" r="24130" b="1714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36461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2620" cy="774700"/>
            <wp:effectExtent l="0" t="0" r="2540" b="2540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344170"/>
            <wp:effectExtent l="9525" t="9525" r="20955" b="1206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441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2620" cy="3785870"/>
            <wp:effectExtent l="9525" t="9525" r="23495" b="1460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37858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350" cy="1042670"/>
            <wp:effectExtent l="9525" t="9525" r="9525" b="1460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426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4525" cy="1058545"/>
            <wp:effectExtent l="9525" t="9525" r="21590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10585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287655"/>
            <wp:effectExtent l="0" t="0" r="2540" b="190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1122680"/>
            <wp:effectExtent l="9525" t="9525" r="23495" b="1079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1226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3890" cy="361315"/>
            <wp:effectExtent l="0" t="0" r="1270" b="444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354965"/>
            <wp:effectExtent l="9525" t="9525" r="19050" b="1651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3549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3890" cy="4004310"/>
            <wp:effectExtent l="9525" t="9525" r="22225" b="9525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40043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1985" cy="340995"/>
            <wp:effectExtent l="0" t="0" r="3175" b="9525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502920"/>
            <wp:effectExtent l="9525" t="9525" r="24130" b="20955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5029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655955"/>
            <wp:effectExtent l="9525" t="9525" r="24130" b="2032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6559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equalWidth="0" w:num="2">
            <w:col w:w="5020" w:space="425"/>
            <w:col w:w="5020"/>
          </w:cols>
          <w:rtlGutter w:val="0"/>
          <w:docGrid w:type="lines" w:linePitch="312" w:charSpace="0"/>
        </w:sectPr>
      </w:pPr>
      <w:r>
        <w:drawing>
          <wp:inline distT="0" distB="0" distL="114300" distR="114300">
            <wp:extent cx="3183255" cy="805815"/>
            <wp:effectExtent l="0" t="0" r="1905" b="190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350" cy="1361440"/>
            <wp:effectExtent l="9525" t="9525" r="9525" b="1587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614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350" cy="1817370"/>
            <wp:effectExtent l="9525" t="9525" r="9525" b="1714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173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4137025"/>
            <wp:effectExtent l="9525" t="9525" r="24130" b="1397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41370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723900"/>
            <wp:effectExtent l="9525" t="9525" r="20955" b="1333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7239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3255" cy="1953895"/>
            <wp:effectExtent l="9525" t="9525" r="22860" b="1778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19538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>五 范数</w:t>
      </w:r>
      <w:r>
        <w:drawing>
          <wp:inline distT="0" distB="0" distL="114300" distR="114300">
            <wp:extent cx="3187700" cy="299720"/>
            <wp:effectExtent l="0" t="0" r="1270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187700" cy="1002665"/>
            <wp:effectExtent l="9525" t="9525" r="18415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026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80770" cy="356870"/>
            <wp:effectExtent l="0" t="0" r="127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77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8335" cy="1440180"/>
            <wp:effectExtent l="9525" t="9525" r="1778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4401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255" cy="738505"/>
            <wp:effectExtent l="0" t="0" r="1905" b="825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2620" cy="1041400"/>
            <wp:effectExtent l="9525" t="9525" r="23495" b="15875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0414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4525" cy="787400"/>
            <wp:effectExtent l="0" t="0" r="635" b="508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700" cy="1462405"/>
            <wp:effectExtent l="9525" t="9525" r="18415" b="21590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624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79445" cy="817880"/>
            <wp:effectExtent l="9525" t="9525" r="11430" b="10795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8178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1350" cy="804545"/>
            <wp:effectExtent l="0" t="0" r="3810" b="317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6430" cy="2117725"/>
            <wp:effectExtent l="9525" t="9525" r="19685" b="21590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1177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6430" cy="565785"/>
            <wp:effectExtent l="0" t="0" r="13970" b="1333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6430" cy="2232025"/>
            <wp:effectExtent l="9525" t="9525" r="19685" b="13970"/>
            <wp:docPr id="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2320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759460"/>
            <wp:effectExtent l="9525" t="9525" r="19685" b="23495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7594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1350" cy="452120"/>
            <wp:effectExtent l="0" t="0" r="3810" b="508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890" cy="2157095"/>
            <wp:effectExtent l="9525" t="9525" r="22225" b="1270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21570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六</w:t>
      </w:r>
      <w:r>
        <w:rPr>
          <w:rFonts w:hint="eastAsia"/>
          <w:lang w:val="en-US" w:eastAsia="zh-CN"/>
        </w:rPr>
        <w:t xml:space="preserve"> 矩阵函数</w:t>
      </w:r>
    </w:p>
    <w:p>
      <w:r>
        <w:drawing>
          <wp:inline distT="0" distB="0" distL="114300" distR="114300">
            <wp:extent cx="3186430" cy="1152525"/>
            <wp:effectExtent l="0" t="0" r="1397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160" cy="720725"/>
            <wp:effectExtent l="9525" t="9525" r="209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7207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255" cy="3760470"/>
            <wp:effectExtent l="9525" t="9525" r="22860" b="952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37604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700" cy="976630"/>
            <wp:effectExtent l="9525" t="9525" r="18415" b="19685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766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1896110"/>
            <wp:effectExtent l="9525" t="9525" r="18415" b="146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961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1489710"/>
            <wp:effectExtent l="9525" t="9525" r="1841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897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1014730"/>
            <wp:effectExtent l="0" t="0" r="13970" b="635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065" cy="2490470"/>
            <wp:effectExtent l="9525" t="9525" r="19050" b="1460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24904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1344295"/>
            <wp:effectExtent l="9525" t="9525" r="20955" b="1778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3442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3890" cy="1343660"/>
            <wp:effectExtent l="9525" t="9525" r="22225" b="1841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13436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2725420"/>
            <wp:effectExtent l="9525" t="9525" r="18415" b="23495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254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1036955"/>
            <wp:effectExtent l="9525" t="9525" r="19685" b="2032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0369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1912620"/>
            <wp:effectExtent l="9525" t="9525" r="20955" b="13335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9126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453390"/>
            <wp:effectExtent l="0" t="0" r="13970" b="381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2620" cy="2510790"/>
            <wp:effectExtent l="9525" t="9525" r="23495" b="952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5107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197485"/>
            <wp:effectExtent l="9525" t="0" r="19685" b="2159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974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2769235"/>
            <wp:effectExtent l="9525" t="9525" r="20955" b="1016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7692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365760"/>
            <wp:effectExtent l="0" t="0" r="1270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1186180"/>
            <wp:effectExtent l="9525" t="9525" r="18415" b="2349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861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4525" cy="819150"/>
            <wp:effectExtent l="9525" t="9525" r="21590" b="9525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8191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000000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equalWidth="0" w:num="2">
        <w:col w:w="5020" w:space="425"/>
        <w:col w:w="5020"/>
      </w:cols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2000609000000000000"/>
    <w:charset w:val="02"/>
    <w:family w:val="roman"/>
    <w:pitch w:val="default"/>
    <w:sig w:usb0="800000AF" w:usb1="4000204A" w:usb2="00000000" w:usb3="00000000" w:csb0="20000000" w:csb1="00000000"/>
  </w:font>
  <w:font w:name="Calibri">
    <w:altName w:val="微软雅黑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+西文正文">
    <w:altName w:val="字体管家夕禾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字体管家夕禾">
    <w:panose1 w:val="00020600040101010101"/>
    <w:charset w:val="86"/>
    <w:family w:val="auto"/>
    <w:pitch w:val="default"/>
    <w:sig w:usb0="A00002BF" w:usb1="18EF7CFA" w:usb2="00000016" w:usb3="00000000" w:csb0="00040083" w:csb1="049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F9FCBFC"/>
    <w:multiLevelType w:val="multilevel"/>
    <w:tmpl w:val="DF9FCBFC"/>
    <w:lvl w:ilvl="0" w:tentative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FFFE69C4"/>
    <w:multiLevelType w:val="singleLevel"/>
    <w:tmpl w:val="FFFE69C4"/>
    <w:lvl w:ilvl="0" w:tentative="0">
      <w:start w:val="3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7DFA3EAE"/>
    <w:multiLevelType w:val="multilevel"/>
    <w:tmpl w:val="7DFA3EAE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李传">
    <w15:presenceInfo w15:providerId="None" w15:userId="李传"/>
  </w15:person>
  <w15:person w15:author="恍惚">
    <w15:presenceInfo w15:providerId="WPS Office" w15:userId="2086723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trackRevisions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DFE43B"/>
    <w:rsid w:val="16DF6CCE"/>
    <w:rsid w:val="17DF663C"/>
    <w:rsid w:val="17FDAA26"/>
    <w:rsid w:val="1E7F93CB"/>
    <w:rsid w:val="1FFF91A0"/>
    <w:rsid w:val="23BF84BC"/>
    <w:rsid w:val="27B577A5"/>
    <w:rsid w:val="27ED8681"/>
    <w:rsid w:val="2CFFCDE4"/>
    <w:rsid w:val="2EAB31A3"/>
    <w:rsid w:val="2F7E585F"/>
    <w:rsid w:val="36A79247"/>
    <w:rsid w:val="391FD40F"/>
    <w:rsid w:val="3BF80012"/>
    <w:rsid w:val="3CEB0B4B"/>
    <w:rsid w:val="3D3A970E"/>
    <w:rsid w:val="3EBC49B2"/>
    <w:rsid w:val="3F7BD31B"/>
    <w:rsid w:val="3FFA5716"/>
    <w:rsid w:val="3FFDF8C8"/>
    <w:rsid w:val="49D81FD7"/>
    <w:rsid w:val="55562BC4"/>
    <w:rsid w:val="55F5ADEC"/>
    <w:rsid w:val="56EF869B"/>
    <w:rsid w:val="57AE3594"/>
    <w:rsid w:val="5CFB8766"/>
    <w:rsid w:val="5F9E47F2"/>
    <w:rsid w:val="5FFFF1F3"/>
    <w:rsid w:val="68BEC917"/>
    <w:rsid w:val="69FF75CF"/>
    <w:rsid w:val="6B752A05"/>
    <w:rsid w:val="6D5FD815"/>
    <w:rsid w:val="6DEFC322"/>
    <w:rsid w:val="6EFF280F"/>
    <w:rsid w:val="6FBB5C89"/>
    <w:rsid w:val="77978708"/>
    <w:rsid w:val="77FE4640"/>
    <w:rsid w:val="7895AF01"/>
    <w:rsid w:val="78FF8139"/>
    <w:rsid w:val="79AEB206"/>
    <w:rsid w:val="7BAF9323"/>
    <w:rsid w:val="7BEF54B5"/>
    <w:rsid w:val="7BF6E1C4"/>
    <w:rsid w:val="7C9F350E"/>
    <w:rsid w:val="7CBB0B22"/>
    <w:rsid w:val="7D1FC2A1"/>
    <w:rsid w:val="7D7F0280"/>
    <w:rsid w:val="7DB3619C"/>
    <w:rsid w:val="7DE7EA8A"/>
    <w:rsid w:val="7DFF6680"/>
    <w:rsid w:val="7DFFB429"/>
    <w:rsid w:val="7E775F3F"/>
    <w:rsid w:val="7F6BC738"/>
    <w:rsid w:val="7FBF07B6"/>
    <w:rsid w:val="7FF2B306"/>
    <w:rsid w:val="7FF7FF69"/>
    <w:rsid w:val="7FFBFDDE"/>
    <w:rsid w:val="7FFEF46D"/>
    <w:rsid w:val="7FFF9597"/>
    <w:rsid w:val="865FA507"/>
    <w:rsid w:val="9F5E96B4"/>
    <w:rsid w:val="9FFF67D4"/>
    <w:rsid w:val="A6FA9C09"/>
    <w:rsid w:val="A7759882"/>
    <w:rsid w:val="A9EE8A2A"/>
    <w:rsid w:val="ACF927A7"/>
    <w:rsid w:val="AF1EF7EF"/>
    <w:rsid w:val="AFDDE404"/>
    <w:rsid w:val="AFDF3636"/>
    <w:rsid w:val="AFFF8181"/>
    <w:rsid w:val="B15FDACF"/>
    <w:rsid w:val="B2EF7494"/>
    <w:rsid w:val="BACFD9FC"/>
    <w:rsid w:val="BAFFFC82"/>
    <w:rsid w:val="BBEF04DF"/>
    <w:rsid w:val="BD8648E9"/>
    <w:rsid w:val="BF7E3DEA"/>
    <w:rsid w:val="BFFF5C6A"/>
    <w:rsid w:val="C7F3F24E"/>
    <w:rsid w:val="CDBB88AB"/>
    <w:rsid w:val="CEE97D99"/>
    <w:rsid w:val="CF5DDB51"/>
    <w:rsid w:val="D1F238FD"/>
    <w:rsid w:val="D3FB2690"/>
    <w:rsid w:val="D5A6467D"/>
    <w:rsid w:val="D75EC4CE"/>
    <w:rsid w:val="D76F9158"/>
    <w:rsid w:val="D9EF8049"/>
    <w:rsid w:val="DBFF0E6A"/>
    <w:rsid w:val="DD7E7533"/>
    <w:rsid w:val="DEB79812"/>
    <w:rsid w:val="DFCFC20A"/>
    <w:rsid w:val="DFDFE43B"/>
    <w:rsid w:val="DFFF9152"/>
    <w:rsid w:val="E7BF124A"/>
    <w:rsid w:val="E7ED8012"/>
    <w:rsid w:val="EA7F8CAE"/>
    <w:rsid w:val="EB87FBED"/>
    <w:rsid w:val="EBBD460C"/>
    <w:rsid w:val="EEF69FED"/>
    <w:rsid w:val="EEFBA50F"/>
    <w:rsid w:val="EFBF2A93"/>
    <w:rsid w:val="EFDF4E23"/>
    <w:rsid w:val="F3D35521"/>
    <w:rsid w:val="F5E5FCB0"/>
    <w:rsid w:val="F6E37145"/>
    <w:rsid w:val="F6FFC427"/>
    <w:rsid w:val="F7F3FB4B"/>
    <w:rsid w:val="F7F58985"/>
    <w:rsid w:val="F7FA91D3"/>
    <w:rsid w:val="F9D2F7F3"/>
    <w:rsid w:val="FA9E31BC"/>
    <w:rsid w:val="FB5F0FA0"/>
    <w:rsid w:val="FB6F5638"/>
    <w:rsid w:val="FBB78157"/>
    <w:rsid w:val="FBEDFB45"/>
    <w:rsid w:val="FBFFA94F"/>
    <w:rsid w:val="FC7717F9"/>
    <w:rsid w:val="FD5D2300"/>
    <w:rsid w:val="FD7C324D"/>
    <w:rsid w:val="FDBF6680"/>
    <w:rsid w:val="FDF3BE1C"/>
    <w:rsid w:val="FDFF1577"/>
    <w:rsid w:val="FEA778F0"/>
    <w:rsid w:val="FEFB3567"/>
    <w:rsid w:val="FF7D0248"/>
    <w:rsid w:val="FF7D68C6"/>
    <w:rsid w:val="FF8C4BAE"/>
    <w:rsid w:val="FFA3EA77"/>
    <w:rsid w:val="FFB96570"/>
    <w:rsid w:val="FFEC74F1"/>
    <w:rsid w:val="FFEF3F72"/>
    <w:rsid w:val="FFF441C2"/>
    <w:rsid w:val="FFFFE179"/>
    <w:rsid w:val="FFFFF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uppressAutoHyphens/>
      <w:bidi w:val="0"/>
      <w:jc w:val="both"/>
    </w:pPr>
    <w:rPr>
      <w:rFonts w:ascii="Calibri" w:hAnsi="Calibri" w:eastAsia="宋体" w:cs="Times New Roman"/>
      <w:color w:val="auto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Lines="0" w:beforeAutospacing="0" w:afterLines="0" w:afterAutospacing="0" w:line="360" w:lineRule="auto"/>
      <w:ind w:left="0" w:firstLine="0"/>
      <w:jc w:val="left"/>
      <w:outlineLvl w:val="0"/>
    </w:pPr>
    <w:rPr>
      <w:rFonts w:ascii="Times New Roman" w:hAnsi="Times New Roman" w:eastAsia="黑体"/>
      <w:b/>
      <w:kern w:val="44"/>
      <w:sz w:val="32"/>
    </w:rPr>
  </w:style>
  <w:style w:type="paragraph" w:styleId="3">
    <w:name w:val="heading 2"/>
    <w:basedOn w:val="1"/>
    <w:next w:val="1"/>
    <w:link w:val="7"/>
    <w:semiHidden/>
    <w:unhideWhenUsed/>
    <w:qFormat/>
    <w:uiPriority w:val="0"/>
    <w:pPr>
      <w:keepNext/>
      <w:keepLines/>
      <w:numPr>
        <w:ilvl w:val="1"/>
        <w:numId w:val="2"/>
      </w:numPr>
      <w:spacing w:line="360" w:lineRule="auto"/>
      <w:ind w:left="0" w:firstLine="0"/>
      <w:outlineLvl w:val="1"/>
    </w:pPr>
    <w:rPr>
      <w:rFonts w:ascii="Times New Roman" w:hAnsi="Times New Roman" w:eastAsia="黑体" w:cstheme="majorBidi"/>
      <w:b/>
      <w:bCs/>
      <w:sz w:val="30"/>
      <w:szCs w:val="32"/>
    </w:rPr>
  </w:style>
  <w:style w:type="paragraph" w:styleId="4">
    <w:name w:val="heading 3"/>
    <w:basedOn w:val="1"/>
    <w:next w:val="1"/>
    <w:link w:val="8"/>
    <w:semiHidden/>
    <w:unhideWhenUsed/>
    <w:qFormat/>
    <w:uiPriority w:val="0"/>
    <w:pPr>
      <w:keepNext/>
      <w:keepLines/>
      <w:spacing w:line="360" w:lineRule="auto"/>
      <w:ind w:firstLine="0" w:firstLineChars="0"/>
      <w:outlineLvl w:val="2"/>
    </w:pPr>
    <w:rPr>
      <w:rFonts w:ascii="+西文正文" w:hAnsi="+西文正文" w:eastAsia="黑体" w:cstheme="minorBidi"/>
      <w:bCs/>
      <w:szCs w:val="32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2 字符"/>
    <w:basedOn w:val="6"/>
    <w:link w:val="3"/>
    <w:qFormat/>
    <w:uiPriority w:val="9"/>
    <w:rPr>
      <w:rFonts w:ascii="Times New Roman" w:hAnsi="Times New Roman" w:eastAsia="黑体" w:cstheme="majorBidi"/>
      <w:b/>
      <w:bCs/>
      <w:sz w:val="28"/>
      <w:szCs w:val="32"/>
    </w:rPr>
  </w:style>
  <w:style w:type="character" w:customStyle="1" w:styleId="8">
    <w:name w:val="标题 3 字符"/>
    <w:basedOn w:val="6"/>
    <w:link w:val="4"/>
    <w:qFormat/>
    <w:uiPriority w:val="9"/>
    <w:rPr>
      <w:rFonts w:ascii="+西文正文" w:hAnsi="+西文正文" w:eastAsia="黑体"/>
      <w:bCs/>
      <w:sz w:val="24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9" Type="http://schemas.microsoft.com/office/2011/relationships/people" Target="people.xml"/><Relationship Id="rId118" Type="http://schemas.openxmlformats.org/officeDocument/2006/relationships/fontTable" Target="fontTable.xml"/><Relationship Id="rId117" Type="http://schemas.openxmlformats.org/officeDocument/2006/relationships/numbering" Target="numbering.xml"/><Relationship Id="rId116" Type="http://schemas.openxmlformats.org/officeDocument/2006/relationships/customXml" Target="../customXml/item1.xml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136</TotalTime>
  <ScaleCrop>false</ScaleCrop>
  <LinksUpToDate>false</LinksUpToDate>
  <CharactersWithSpaces>0</CharactersWithSpaces>
  <Application>WPS Office_11.1.0.9080_F1E327BC-269C-435d-A152-05C5408002CA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2020-01-02T11:34:00Z</dcterms:created>
  <dc:creator>李传</dc:creator>
  <cp:lastModifiedBy>李传</cp:lastModifiedBy>
  <cp:lastPrinted>2020-01-03T11:30:00Z</cp:lastPrinted>
  <dcterms:modified xsi:type="dcterms:W3CDTF">2020-02-02T18:00:30Z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2052-11.1.0.9080</vt:lpwstr>
  </property>
</Properties>
</file>